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Times New Roman" w:hAnsi="Times New Roman" w:eastAsia="方正小标宋简体" w:cs="方正小标宋简体"/>
          <w:sz w:val="44"/>
          <w:szCs w:val="44"/>
          <w:lang w:val="en-US" w:eastAsia="zh-CN"/>
        </w:rPr>
      </w:pPr>
      <w:r>
        <w:rPr>
          <w:rFonts w:hint="eastAsia" w:ascii="Times New Roman" w:hAnsi="Times New Roman" w:eastAsia="方正小标宋简体" w:cs="方正小标宋简体"/>
          <w:sz w:val="44"/>
          <w:szCs w:val="44"/>
          <w:lang w:val="en-US" w:eastAsia="zh-CN"/>
        </w:rPr>
        <w:t>新时代国网青年的信仰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1921年，一群那时的“80后”、“90后”，因共同的信仰而齐聚上海兴业路的一栋小楼。革命的星星之火，燃烧出一片崭新的天地。也正是从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那时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开始，无数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有志</w:t>
      </w:r>
      <w:ins w:id="0" w:author="林晶" w:date="2022-04-29T23:20:25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青年</w:t>
        </w:r>
      </w:ins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，汇聚于马克思主义信仰的旗帜之下，用鲜血和汗水铸就了伟大百年辉煌史诗。1935年8月，方志敏在就义之前慷慨陈词：“敌人只能砍下我们的头颅，决不能动摇我们的信仰！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CN"/>
        </w:rPr>
        <w:t>因为我们信仰的主义，乃是宇宙的真理！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”1950年2月，华罗庚在归国途中，写下《致中国全体留美学生的公开信》，信中写道：“为了抉择真理，我们应当回去；为了国家民族，我们应当回去；为了为人民服务，我们应当回去；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CN"/>
        </w:rPr>
        <w:t>……为我们伟大祖国的建设和发展而奋斗！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”是什么让他们不约而同地做出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同样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的选择？我想，只因为他们坚信，只有沿着这条真理之路，沉沦的中国才能走向复兴，亿万中国人才能过上更好的生活。他们视追寻这样的真理为理想，他们以实践这样的真理为信仰。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color w:val="auto"/>
          <w:sz w:val="32"/>
          <w:szCs w:val="32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“为中国人民谋幸福，为中华民族谋复兴”</w:t>
      </w:r>
      <w:r>
        <w:rPr>
          <w:rFonts w:hint="eastAsia" w:ascii="Times New Roman" w:hAnsi="Times New Roman" w:eastAsia="仿宋_GB2312" w:cs="仿宋_GB2312"/>
          <w:sz w:val="32"/>
          <w:szCs w:val="32"/>
          <w:lang w:eastAsia="zh-CN"/>
        </w:rPr>
        <w:t>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这是党的初心，同样也是奋斗在各行各业的中华儿女共同的初心。秉持着“人民电业为人民”这一朴素而真挚的信念，一代代国网人以舍我其谁的勇气，冲锋在前、奋勇攻坚，推动党和国家电力事业破浪前行。浙江宁波电业局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CN"/>
        </w:rPr>
        <w:t>工程师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江小金，40年如一日奋战在电网一线，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他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CN"/>
        </w:rPr>
        <w:t>亲手完成了300多个输电线路工程设计</w:t>
      </w:r>
      <w:r>
        <w:rPr>
          <w:rFonts w:hint="default" w:ascii="Times New Roman" w:hAnsi="Times New Roman" w:eastAsia="仿宋_GB2312" w:cs="仿宋_GB2312"/>
          <w:strike w:val="0"/>
          <w:sz w:val="32"/>
          <w:szCs w:val="32"/>
          <w:lang w:eastAsia="zh-CN"/>
        </w:rPr>
        <w:t>，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Hans"/>
        </w:rPr>
        <w:t>制作校核</w:t>
      </w:r>
      <w:r>
        <w:rPr>
          <w:rFonts w:hint="default" w:ascii="Times New Roman" w:hAnsi="Times New Roman" w:eastAsia="仿宋_GB2312" w:cs="仿宋_GB2312"/>
          <w:strike w:val="0"/>
          <w:sz w:val="32"/>
          <w:szCs w:val="32"/>
          <w:lang w:eastAsia="zh-Hans"/>
        </w:rPr>
        <w:t>18000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Hans"/>
        </w:rPr>
        <w:t>多张图纸</w:t>
      </w:r>
      <w:r>
        <w:rPr>
          <w:rFonts w:hint="default" w:ascii="Times New Roman" w:hAnsi="Times New Roman" w:eastAsia="仿宋_GB2312" w:cs="仿宋_GB2312"/>
          <w:strike w:val="0"/>
          <w:sz w:val="32"/>
          <w:szCs w:val="32"/>
          <w:lang w:eastAsia="zh-Hans"/>
        </w:rPr>
        <w:t>；</w:t>
      </w:r>
      <w:r>
        <w:rPr>
          <w:rFonts w:hint="eastAsia" w:ascii="Times New Roman" w:hAnsi="Times New Roman" w:eastAsia="仿宋_GB2312" w:cs="仿宋_GB2312"/>
          <w:strike w:val="0"/>
          <w:sz w:val="32"/>
          <w:szCs w:val="32"/>
          <w:lang w:val="en-US" w:eastAsia="zh-Hans"/>
        </w:rPr>
        <w:t>他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带领同事</w:t>
      </w:r>
      <w:r>
        <w:rPr>
          <w:rFonts w:hint="eastAsia" w:ascii="Times New Roman" w:hAnsi="Times New Roman" w:eastAsia="仿宋_GB2312" w:cs="仿宋_GB2312"/>
          <w:strike/>
          <w:sz w:val="32"/>
          <w:szCs w:val="32"/>
          <w:lang w:val="en-US" w:eastAsia="zh-CN"/>
        </w:rPr>
        <w:t>共同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完成4700多公里的110千伏及以上输电线路设计任务</w:t>
      </w:r>
      <w:r>
        <w:rPr>
          <w:rFonts w:hint="default" w:ascii="Times New Roman" w:hAnsi="Times New Roman" w:eastAsia="仿宋_GB2312" w:cs="仿宋_GB2312"/>
          <w:sz w:val="32"/>
          <w:szCs w:val="32"/>
          <w:lang w:eastAsia="zh-Hans"/>
        </w:rPr>
        <w:t>，</w:t>
      </w:r>
      <w:r>
        <w:rPr>
          <w:rFonts w:hint="eastAsia" w:ascii="Times New Roman" w:hAnsi="Times New Roman" w:eastAsia="仿宋_GB2312" w:cs="仿宋_GB2312"/>
          <w:strike/>
          <w:sz w:val="32"/>
          <w:szCs w:val="32"/>
          <w:lang w:val="en-US" w:eastAsia="zh-CN"/>
        </w:rPr>
        <w:t>创造了20个具有影响力的全省乃至全国第一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。在不幸患上癌症之后，他历经18次化疗依然带病坚</w:t>
      </w:r>
      <w:r>
        <w:rPr>
          <w:rFonts w:hint="eastAsia" w:ascii="仿宋_GB2312" w:hAnsi="仿宋_GB2312" w:eastAsia="仿宋_GB2312" w:cs="仿宋_GB2312"/>
          <w:i w:val="0"/>
          <w:caps w:val="0"/>
          <w:color w:val="333333"/>
          <w:spacing w:val="0"/>
          <w:kern w:val="0"/>
          <w:sz w:val="32"/>
          <w:szCs w:val="32"/>
          <w:shd w:val="clear" w:fill="FFFFFF"/>
          <w:lang w:val="en-US" w:eastAsia="zh-CN" w:bidi="ar"/>
        </w:rPr>
        <w:t>持工作，直至生命最后一息。新冠肺炎疫情发生以来，公司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各级党组织和广大党员干部职工闻令而动、破疫逆行，勇当“饱和式救援”的主力军</w:t>
      </w:r>
      <w:r>
        <w:rPr>
          <w:rFonts w:hint="default" w:ascii="Times New Roman" w:hAnsi="Times New Roman" w:eastAsia="仿宋_GB2312" w:cs="仿宋_GB2312"/>
          <w:sz w:val="32"/>
          <w:szCs w:val="32"/>
          <w:lang w:eastAsia="zh-CN"/>
        </w:rPr>
        <w:t>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率先复工助推经济社会发展，挺起了“顶梁柱、顶得住”的央企脊梁。是什么让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一代</w:t>
      </w:r>
      <w:ins w:id="1" w:author="林晶" w:date="2022-04-30T11:12:0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代</w:t>
        </w:r>
      </w:ins>
      <w:del w:id="2" w:author="林晶" w:date="2022-04-30T11:11:59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delText>打</w:delText>
        </w:r>
      </w:del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国网人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不约而同地做出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同样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的选择？我想，只因为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他们坚信</w:t>
      </w:r>
      <w:r>
        <w:rPr>
          <w:rFonts w:hint="default" w:ascii="Times New Roman" w:hAnsi="Times New Roman" w:eastAsia="仿宋_GB2312" w:cs="仿宋_GB2312"/>
          <w:sz w:val="32"/>
          <w:szCs w:val="32"/>
          <w:lang w:eastAsia="zh-Hans"/>
        </w:rPr>
        <w:t>，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lang w:val="en-US" w:eastAsia="zh-CN"/>
        </w:rPr>
        <w:t>“人民电业为人民”这简单却又无比厚重的七个字，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lang w:val="en-US" w:eastAsia="zh-Hans"/>
        </w:rPr>
        <w:t>必须</w:t>
      </w:r>
      <w:del w:id="3" w:author="林晶" w:date="2022-04-30T11:12:14Z">
        <w:r>
          <w:rPr>
            <w:rFonts w:hint="eastAsia" w:ascii="Times New Roman" w:hAnsi="Times New Roman" w:eastAsia="仿宋_GB2312" w:cs="仿宋_GB2312"/>
            <w:color w:val="auto"/>
            <w:sz w:val="32"/>
            <w:szCs w:val="32"/>
            <w:lang w:val="en-US" w:eastAsia="zh-Hans"/>
          </w:rPr>
          <w:delText>用</w:delText>
        </w:r>
      </w:del>
      <w:r>
        <w:rPr>
          <w:rFonts w:hint="eastAsia" w:ascii="Times New Roman" w:hAnsi="Times New Roman" w:eastAsia="仿宋_GB2312" w:cs="仿宋_GB2312"/>
          <w:color w:val="auto"/>
          <w:sz w:val="32"/>
          <w:szCs w:val="32"/>
          <w:lang w:val="en-US" w:eastAsia="zh-CN"/>
        </w:rPr>
        <w:t>用奋斗来诠释、用奉献来升华，将小我消融于党和国家电力事业的“大我”之中。</w:t>
      </w:r>
      <w:r>
        <w:rPr>
          <w:rFonts w:hint="eastAsia" w:ascii="Times New Roman" w:hAnsi="Times New Roman" w:eastAsia="仿宋_GB2312" w:cs="仿宋_GB2312"/>
          <w:color w:val="auto"/>
          <w:sz w:val="32"/>
          <w:szCs w:val="32"/>
          <w:lang w:val="en-US" w:eastAsia="zh-Hans"/>
        </w:rPr>
        <w:t>他们视承担这样的责任为使命，他们以坚守这样的价值为意义。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ins w:id="5" w:author="林晶" w:date="2022-04-30T11:25:26Z"/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pPrChange w:id="4" w:author="林晶" w:date="2022-04-30T13:37:51Z"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ind w:firstLine="640" w:firstLineChars="200"/>
            <w:jc w:val="both"/>
            <w:textAlignment w:val="auto"/>
          </w:pPr>
        </w:pPrChange>
      </w:pP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每一代人有每一代人的长征路。</w:t>
      </w:r>
      <w:ins w:id="6" w:author="林晶" w:date="2022-04-30T13:27:1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在新时代下</w:t>
        </w:r>
      </w:ins>
      <w:ins w:id="7" w:author="林晶" w:date="2022-04-30T13:26:53Z">
        <w:r>
          <w:rPr>
            <w:rFonts w:hint="eastAsia" w:ascii="Times New Roman" w:hAnsi="Times New Roman" w:eastAsia="仿宋_GB2312" w:cs="仿宋_GB2312"/>
            <w:i w:val="0"/>
            <w:caps w:val="0"/>
            <w:spacing w:val="0"/>
            <w:kern w:val="2"/>
            <w:sz w:val="32"/>
            <w:szCs w:val="32"/>
            <w:shd w:val="clear"/>
            <w:lang w:val="en-US" w:eastAsia="zh-Hans" w:bidi="ar"/>
            <w:rPrChange w:id="8" w:author="林晶" w:date="2022-04-30T13:26:56Z">
              <w:rPr>
                <w:rFonts w:hint="eastAsia" w:ascii="PingFang SC" w:hAnsi="PingFang SC" w:eastAsia="PingFang SC" w:cs="PingFang SC"/>
                <w:i w:val="0"/>
                <w:caps w:val="0"/>
                <w:color w:val="191919"/>
                <w:spacing w:val="0"/>
                <w:kern w:val="0"/>
                <w:sz w:val="32"/>
                <w:szCs w:val="32"/>
                <w:shd w:val="clear" w:fill="FFFFFF"/>
                <w:lang w:val="en-US" w:eastAsia="zh-CN" w:bidi="ar"/>
              </w:rPr>
            </w:rPrChange>
          </w:rPr>
          <w:t>，面对我国经济转型、能源变革与新冠肺炎疫情的考验，公司将“具有中国特色国际领先的能源互联网企业”确立为战略目标。</w:t>
        </w:r>
      </w:ins>
      <w:ins w:id="10" w:author="林晶" w:date="2022-04-30T13:21:48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在</w:t>
        </w:r>
      </w:ins>
      <w:ins w:id="11" w:author="林晶" w:date="2022-04-30T13:21:52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做好</w:t>
        </w:r>
      </w:ins>
      <w:ins w:id="12" w:author="林晶" w:date="2022-04-30T13:21:53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电力</w:t>
        </w:r>
      </w:ins>
      <w:ins w:id="13" w:author="林晶" w:date="2022-04-30T13:21:58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保供</w:t>
        </w:r>
      </w:ins>
      <w:ins w:id="14" w:author="林晶" w:date="2022-04-30T13:22:00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的</w:t>
        </w:r>
      </w:ins>
      <w:ins w:id="15" w:author="林晶" w:date="2022-04-30T13:22:0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基础</w:t>
        </w:r>
      </w:ins>
      <w:ins w:id="16" w:author="林晶" w:date="2022-04-30T13:22:02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上</w:t>
        </w:r>
      </w:ins>
      <w:ins w:id="17" w:author="林晶" w:date="2022-04-30T13:22:05Z">
        <w:r>
          <w:rPr>
            <w:rFonts w:hint="default" w:ascii="Times New Roman" w:hAnsi="Times New Roman" w:eastAsia="仿宋_GB2312" w:cs="仿宋_GB2312"/>
            <w:sz w:val="32"/>
            <w:szCs w:val="32"/>
            <w:lang w:eastAsia="zh-Hans"/>
          </w:rPr>
          <w:t>，</w:t>
        </w:r>
      </w:ins>
      <w:ins w:id="18" w:author="林晶" w:date="2022-04-30T13:22:06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肩负</w:t>
        </w:r>
      </w:ins>
      <w:ins w:id="19" w:author="林晶" w:date="2022-04-30T13:22:10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着</w:t>
        </w:r>
      </w:ins>
      <w:ins w:id="20" w:author="林晶" w:date="2022-04-30T13:22:12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建设</w:t>
        </w:r>
      </w:ins>
      <w:ins w:id="21" w:author="林晶" w:date="2022-04-30T13:22:16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新型</w:t>
        </w:r>
      </w:ins>
      <w:ins w:id="22" w:author="林晶" w:date="2022-04-30T13:22:17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电力</w:t>
        </w:r>
      </w:ins>
      <w:ins w:id="23" w:author="林晶" w:date="2022-04-30T13:22:18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系统</w:t>
        </w:r>
      </w:ins>
      <w:ins w:id="24" w:author="林晶" w:date="2022-04-30T13:22:19Z">
        <w:r>
          <w:rPr>
            <w:rFonts w:hint="default" w:ascii="Times New Roman" w:hAnsi="Times New Roman" w:eastAsia="仿宋_GB2312" w:cs="仿宋_GB2312"/>
            <w:sz w:val="32"/>
            <w:szCs w:val="32"/>
            <w:lang w:eastAsia="zh-Hans"/>
          </w:rPr>
          <w:t>、</w:t>
        </w:r>
      </w:ins>
      <w:ins w:id="25" w:author="林晶" w:date="2022-04-30T13:22:2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推动</w:t>
        </w:r>
      </w:ins>
      <w:ins w:id="26" w:author="林晶" w:date="2022-04-30T13:22:24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能源</w:t>
        </w:r>
      </w:ins>
      <w:ins w:id="27" w:author="林晶" w:date="2022-04-30T13:22:25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清洁</w:t>
        </w:r>
      </w:ins>
      <w:ins w:id="28" w:author="林晶" w:date="2022-04-30T13:22:4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低碳</w:t>
        </w:r>
      </w:ins>
      <w:ins w:id="29" w:author="林晶" w:date="2022-04-30T13:22:44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转型的</w:t>
        </w:r>
      </w:ins>
      <w:ins w:id="30" w:author="林晶" w:date="2022-04-30T13:22:46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重要</w:t>
        </w:r>
      </w:ins>
      <w:ins w:id="31" w:author="林晶" w:date="2022-04-30T13:22:47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使命</w:t>
        </w:r>
      </w:ins>
      <w:ins w:id="32" w:author="林晶" w:date="2022-04-30T13:37:39Z">
        <w:r>
          <w:rPr>
            <w:rFonts w:hint="default" w:ascii="Times New Roman" w:hAnsi="Times New Roman" w:eastAsia="仿宋_GB2312" w:cs="仿宋_GB2312"/>
            <w:sz w:val="32"/>
            <w:szCs w:val="32"/>
            <w:lang w:eastAsia="zh-Hans"/>
          </w:rPr>
          <w:t>。</w:t>
        </w:r>
      </w:ins>
      <w:del w:id="33" w:author="林晶" w:date="2022-04-30T13:39:25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CN"/>
          </w:rPr>
          <w:delText>确立了“具有中国特色国际领先的能源互联网企业”战略目标</w:delText>
        </w:r>
      </w:del>
      <w:r>
        <w:rPr>
          <w:rFonts w:hint="eastAsia" w:ascii="Times New Roman" w:hAnsi="Times New Roman" w:eastAsia="仿宋_GB2312" w:cs="仿宋_GB2312"/>
          <w:strike w:val="0"/>
          <w:dstrike w:val="0"/>
          <w:sz w:val="32"/>
          <w:szCs w:val="32"/>
          <w:lang w:val="en-US" w:eastAsia="zh-CN"/>
        </w:rPr>
        <w:t>这为</w:t>
      </w:r>
      <w:r>
        <w:rPr>
          <w:rFonts w:hint="eastAsia" w:ascii="Times New Roman" w:hAnsi="Times New Roman" w:eastAsia="仿宋_GB2312" w:cs="仿宋_GB2312"/>
          <w:strike w:val="0"/>
          <w:dstrike w:val="0"/>
          <w:sz w:val="32"/>
          <w:szCs w:val="32"/>
          <w:lang w:val="en-US" w:eastAsia="zh-Hans"/>
        </w:rPr>
        <w:t>我们</w:t>
      </w:r>
      <w:r>
        <w:rPr>
          <w:rFonts w:hint="eastAsia" w:ascii="Times New Roman" w:hAnsi="Times New Roman" w:eastAsia="仿宋_GB2312" w:cs="仿宋_GB2312"/>
          <w:strike w:val="0"/>
          <w:dstrike w:val="0"/>
          <w:sz w:val="32"/>
          <w:szCs w:val="32"/>
          <w:lang w:val="en-US" w:eastAsia="zh-CN"/>
        </w:rPr>
        <w:t>施展才华、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建功立业提供了广阔舞台</w:t>
      </w:r>
      <w:r>
        <w:rPr>
          <w:rFonts w:hint="default" w:ascii="Times New Roman" w:hAnsi="Times New Roman" w:eastAsia="仿宋_GB2312" w:cs="仿宋_GB2312"/>
          <w:sz w:val="32"/>
          <w:szCs w:val="32"/>
          <w:lang w:eastAsia="zh-CN"/>
        </w:rPr>
        <w:t>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也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对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我们的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能力素质提出了更高要求。如何为新时代的国网事业注入青春血液、凝聚青年智慧、贡献青年力量，成为每一个国网青年必须要答，也必须要答好的时代考题。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strike/>
          <w:sz w:val="32"/>
          <w:szCs w:val="32"/>
          <w:lang w:val="en-US" w:eastAsia="zh-CN"/>
        </w:rPr>
        <w:pPrChange w:id="34" w:author="林晶" w:date="2022-04-30T11:24:38Z"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ind w:firstLine="640" w:firstLineChars="200"/>
            <w:jc w:val="both"/>
            <w:textAlignment w:val="auto"/>
          </w:pPr>
        </w:pPrChange>
      </w:pPr>
      <w:ins w:id="35" w:author="林晶" w:date="2022-04-30T13:42:02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作为</w:t>
        </w:r>
      </w:ins>
      <w:ins w:id="36" w:author="林晶" w:date="2022-04-30T13:42:04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新员工</w:t>
        </w:r>
      </w:ins>
      <w:ins w:id="37" w:author="林晶" w:date="2022-04-30T13:42:05Z">
        <w:r>
          <w:rPr>
            <w:rFonts w:hint="default" w:ascii="Times New Roman" w:hAnsi="Times New Roman" w:eastAsia="仿宋_GB2312" w:cs="仿宋_GB2312"/>
            <w:sz w:val="32"/>
            <w:szCs w:val="32"/>
            <w:lang w:eastAsia="zh-Hans"/>
          </w:rPr>
          <w:t>，</w:t>
        </w:r>
      </w:ins>
      <w:ins w:id="38" w:author="林晶" w:date="2022-04-30T13:42:08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Hans"/>
          </w:rPr>
          <w:t>我理解</w:t>
        </w:r>
      </w:ins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身在新时代的国网青年，只有用信仰浇筑未来的道路，用信仰坚定每一个前行的步伐，才能走好属于我们的长征路。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strike/>
          <w:sz w:val="32"/>
          <w:szCs w:val="32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jc w:val="both"/>
        <w:textAlignment w:val="auto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pPrChange w:id="39" w:author="林晶" w:date="2022-04-30T11:26:22Z"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ind w:firstLine="640" w:firstLineChars="200"/>
            <w:jc w:val="both"/>
            <w:textAlignment w:val="auto"/>
          </w:pPr>
        </w:pPrChange>
      </w:pP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Hans" w:bidi="ar-SA"/>
        </w:rPr>
        <w:t>作为新时代的国网青年</w:t>
      </w:r>
      <w:r>
        <w:rPr>
          <w:rFonts w:hint="default" w:ascii="Times New Roman" w:hAnsi="Times New Roman" w:eastAsia="仿宋_GB2312" w:cs="仿宋_GB2312"/>
          <w:b/>
          <w:bCs/>
          <w:kern w:val="2"/>
          <w:sz w:val="32"/>
          <w:szCs w:val="32"/>
          <w:lang w:eastAsia="zh-Hans" w:bidi="ar-SA"/>
        </w:rPr>
        <w:t>，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Hans" w:bidi="ar-SA"/>
        </w:rPr>
        <w:t>我们要</w:t>
      </w:r>
      <w:r>
        <w:rPr>
          <w:rFonts w:hint="eastAsia" w:ascii="Times New Roman" w:hAnsi="Times New Roman" w:eastAsia="仿宋_GB2312" w:cs="仿宋_GB2312"/>
          <w:b/>
          <w:bCs/>
          <w:sz w:val="32"/>
          <w:szCs w:val="32"/>
          <w:lang w:val="en-US" w:eastAsia="zh-CN"/>
        </w:rPr>
        <w:t>以信仰树立报效祖国的远大志向。</w:t>
      </w:r>
      <w:r>
        <w:rPr>
          <w:rFonts w:hint="eastAsia" w:ascii="Times New Roman" w:hAnsi="Times New Roman" w:eastAsia="仿宋_GB2312" w:cs="仿宋_GB2312"/>
          <w:strike/>
          <w:sz w:val="32"/>
          <w:szCs w:val="32"/>
          <w:lang w:val="en-US" w:eastAsia="zh-CN"/>
        </w:rPr>
        <w:t>我们这一代青年赶上了实现中华民族伟大复兴的好时代，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青春之路可以有很多选择，但只有把个人追求融入国家和民族的发展之中，才能有更多出彩的机会。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Hans"/>
        </w:rPr>
        <w:t>（再加一句）</w:t>
      </w:r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Hans" w:bidi="ar-SA"/>
        </w:rPr>
        <w:t>我们要</w:t>
      </w:r>
      <w:r>
        <w:rPr>
          <w:rFonts w:hint="eastAsia" w:ascii="Times New Roman" w:hAnsi="Times New Roman" w:eastAsia="仿宋_GB2312" w:cs="仿宋_GB2312"/>
          <w:b/>
          <w:bCs/>
          <w:sz w:val="32"/>
          <w:szCs w:val="32"/>
          <w:lang w:val="en-US" w:eastAsia="zh-CN"/>
        </w:rPr>
        <w:t>以信仰培育学思相济的求知精神。</w:t>
      </w:r>
      <w:ins w:id="40" w:author="林晶" w:date="2022-04-30T00:45:16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Hans"/>
          </w:rPr>
          <w:t>国网</w:t>
        </w:r>
      </w:ins>
      <w:ins w:id="41" w:author="林晶" w:date="2022-04-30T00:45:16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大数据中心肩负国网公司打破数据壁垒，激活数据价值，发展数字经济的光荣使命，</w:t>
        </w:r>
      </w:ins>
      <w:ins w:id="42" w:author="林晶" w:date="2022-04-30T00:45:16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Hans"/>
          </w:rPr>
          <w:t>这要求我</w:t>
        </w:r>
      </w:ins>
      <w:ins w:id="43" w:author="林晶" w:date="2022-04-30T00:45:16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们既要懂国网主营业务，也要跟上快速迭代的技术变化，</w:t>
        </w:r>
      </w:ins>
      <w:ins w:id="44" w:author="林晶" w:date="2022-04-30T00:49:33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既</w:t>
        </w:r>
      </w:ins>
      <w:ins w:id="45" w:author="林晶" w:date="2022-04-30T00:49:38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多</w:t>
        </w:r>
      </w:ins>
      <w:ins w:id="46" w:author="林晶" w:date="2022-04-30T00:49:40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读</w:t>
        </w:r>
      </w:ins>
      <w:ins w:id="47" w:author="林晶" w:date="2022-04-30T00:49:48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有</w:t>
        </w:r>
      </w:ins>
      <w:ins w:id="48" w:author="林晶" w:date="2022-04-30T00:49:49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字</w:t>
        </w:r>
      </w:ins>
      <w:ins w:id="49" w:author="林晶" w:date="2022-04-30T00:49:51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之</w:t>
        </w:r>
      </w:ins>
      <w:ins w:id="50" w:author="林晶" w:date="2022-04-30T00:49:53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书</w:t>
        </w:r>
      </w:ins>
      <w:ins w:id="51" w:author="林晶" w:date="2022-04-30T00:50:15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，</w:t>
        </w:r>
      </w:ins>
      <w:ins w:id="52" w:author="林晶" w:date="2022-04-30T00:50:28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打</w:t>
        </w:r>
      </w:ins>
      <w:ins w:id="53" w:author="林晶" w:date="2022-04-30T00:50:32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牢</w:t>
        </w:r>
      </w:ins>
      <w:ins w:id="54" w:author="林晶" w:date="2022-04-30T00:50:33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业务</w:t>
        </w:r>
      </w:ins>
      <w:ins w:id="55" w:author="林晶" w:date="2022-04-30T00:50:38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根基</w:t>
        </w:r>
      </w:ins>
      <w:ins w:id="56" w:author="林晶" w:date="2022-04-30T00:49:53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，</w:t>
        </w:r>
      </w:ins>
      <w:ins w:id="57" w:author="林晶" w:date="2022-04-30T00:49:55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也要</w:t>
        </w:r>
      </w:ins>
      <w:ins w:id="58" w:author="林晶" w:date="2022-04-30T00:49:57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拜</w:t>
        </w:r>
      </w:ins>
      <w:ins w:id="59" w:author="林晶" w:date="2022-04-30T00:50:00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实践</w:t>
        </w:r>
      </w:ins>
      <w:ins w:id="60" w:author="林晶" w:date="2022-04-30T00:50:05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为师</w:t>
        </w:r>
      </w:ins>
      <w:ins w:id="61" w:author="林晶" w:date="2022-04-30T00:51:10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，</w:t>
        </w:r>
      </w:ins>
      <w:ins w:id="62" w:author="林晶" w:date="2022-04-30T00:51:1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CN"/>
          </w:rPr>
          <w:t>在</w:t>
        </w:r>
      </w:ins>
      <w:ins w:id="63" w:author="林晶" w:date="2022-04-30T00:51:17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CN"/>
          </w:rPr>
          <w:t>实际</w:t>
        </w:r>
      </w:ins>
      <w:ins w:id="64" w:author="林晶" w:date="2022-04-30T00:51:20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CN"/>
          </w:rPr>
          <w:t>工作</w:t>
        </w:r>
      </w:ins>
      <w:ins w:id="65" w:author="林晶" w:date="2022-04-30T00:51:11Z">
        <w:r>
          <w:rPr>
            <w:rFonts w:hint="eastAsia" w:ascii="Times New Roman" w:hAnsi="Times New Roman" w:eastAsia="仿宋_GB2312" w:cs="仿宋_GB2312"/>
            <w:sz w:val="32"/>
            <w:szCs w:val="32"/>
            <w:lang w:val="en-US" w:eastAsia="zh-CN"/>
          </w:rPr>
          <w:t>中学真知、悟真谛</w:t>
        </w:r>
      </w:ins>
      <w:ins w:id="66" w:author="林晶" w:date="2022-04-30T00:50:05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CN"/>
          </w:rPr>
          <w:t>。</w:t>
        </w:r>
      </w:ins>
      <w:r>
        <w:rPr>
          <w:rFonts w:hint="eastAsia" w:ascii="Times New Roman" w:hAnsi="Times New Roman" w:eastAsia="仿宋_GB2312" w:cs="仿宋_GB2312"/>
          <w:b/>
          <w:bCs/>
          <w:kern w:val="2"/>
          <w:sz w:val="32"/>
          <w:szCs w:val="32"/>
          <w:lang w:val="en-US" w:eastAsia="zh-Hans" w:bidi="ar-SA"/>
        </w:rPr>
        <w:t>我们要</w:t>
      </w:r>
      <w:r>
        <w:rPr>
          <w:rFonts w:hint="eastAsia" w:ascii="Times New Roman" w:hAnsi="Times New Roman" w:eastAsia="仿宋_GB2312" w:cs="仿宋_GB2312"/>
          <w:b/>
          <w:bCs/>
          <w:sz w:val="32"/>
          <w:szCs w:val="32"/>
          <w:lang w:val="en-US" w:eastAsia="zh-CN"/>
        </w:rPr>
        <w:t>以信仰保持永不懈怠的人生态度。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当今社会，有些年轻人满怀梦想但缺乏实现梦想的动力，渴望成功却没有攻坚克难的勇气，</w:t>
      </w:r>
      <w:r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  <w:t>有的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事业稍有起色就忘记了创业艰辛，甚至有些人放弃了努力选择了“躺平”。江河眷顾奋楫者，星光不负赶路人，我们务必要保持一往无前的意志品质，善于从挫折中汲取教训，在压力下经受锻炼，以更强的担当、更高的标准、更大的作为，奋力推动公司和电网高质量发展，努力成为合格的中国特色社会主义建设者和接班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  <w:r>
        <w:rPr>
          <w:rFonts w:hint="default" w:ascii="Times New Roman" w:hAnsi="Times New Roman" w:eastAsia="仿宋_GB2312" w:cs="仿宋_GB2312"/>
          <w:kern w:val="2"/>
          <w:sz w:val="32"/>
          <w:szCs w:val="32"/>
          <w:lang w:eastAsia="zh-CN" w:bidi="ar-SA"/>
        </w:rPr>
        <w:t>（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Hans" w:bidi="ar-SA"/>
        </w:rPr>
        <w:t>ppt展示鲁迅头像</w:t>
      </w:r>
      <w:r>
        <w:rPr>
          <w:rFonts w:hint="default" w:ascii="Times New Roman" w:hAnsi="Times New Roman" w:eastAsia="仿宋_GB2312" w:cs="仿宋_GB2312"/>
          <w:kern w:val="2"/>
          <w:sz w:val="32"/>
          <w:szCs w:val="32"/>
          <w:lang w:eastAsia="zh-CN" w:bidi="ar-SA"/>
        </w:rPr>
        <w:t>）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“石在，火种是不会绝的。”如今的我们，满怀信心地接过前辈们递来的火种。正因为信仰的存在，我始终坚信，在物质之外、利益之上，个人还有责任，理想还有价值，生命还有担当。也正因为信仰的存在，我始终坚信，我们这一代国网青年，一定能够将这份火种继续传承下去，一定能够让这份火种在中华民族奋斗史中不断闪烁光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ins w:id="67" w:author="林晶" w:date="2022-04-30T13:42:39Z"/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以上就是我的演讲内容，请各位领导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Hans" w:bidi="ar-SA"/>
        </w:rPr>
        <w:t>同事</w:t>
      </w:r>
      <w:r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  <w:t>批评指正，谢谢！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ins w:id="68" w:author="林晶" w:date="2022-04-30T13:42:39Z"/>
          <w:rFonts w:hint="eastAsia" w:ascii="Times New Roman" w:hAnsi="Times New Roman" w:eastAsia="仿宋_GB2312" w:cs="仿宋_GB2312"/>
          <w:strike w:val="0"/>
          <w:dstrike w:val="0"/>
          <w:sz w:val="32"/>
          <w:szCs w:val="32"/>
          <w:lang w:val="en-US" w:eastAsia="zh-CN"/>
        </w:rPr>
      </w:pPr>
      <w:ins w:id="69" w:author="林晶" w:date="2022-04-30T13:42:39Z">
        <w:r>
          <w:rPr>
            <w:rFonts w:hint="default" w:ascii="Times New Roman" w:hAnsi="Times New Roman" w:eastAsia="仿宋_GB2312" w:cs="仿宋_GB2312"/>
            <w:strike w:val="0"/>
            <w:dstrike w:val="0"/>
            <w:sz w:val="32"/>
            <w:szCs w:val="32"/>
            <w:lang w:eastAsia="zh-Hans"/>
          </w:rPr>
          <w:t>（</w:t>
        </w:r>
      </w:ins>
      <w:ins w:id="70" w:author="林晶" w:date="2022-04-30T13:42:39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Hans"/>
          </w:rPr>
          <w:t>加哪</w:t>
        </w:r>
      </w:ins>
      <w:ins w:id="71" w:author="林晶" w:date="2022-04-30T13:42:39Z">
        <w:r>
          <w:rPr>
            <w:rFonts w:hint="default" w:ascii="Times New Roman" w:hAnsi="Times New Roman" w:eastAsia="仿宋_GB2312" w:cs="仿宋_GB2312"/>
            <w:strike w:val="0"/>
            <w:dstrike w:val="0"/>
            <w:sz w:val="32"/>
            <w:szCs w:val="32"/>
            <w:lang w:eastAsia="zh-Hans"/>
          </w:rPr>
          <w:t>？）</w:t>
        </w:r>
      </w:ins>
      <w:ins w:id="72" w:author="林晶" w:date="2022-04-30T13:42:39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Hans"/>
          </w:rPr>
          <w:t>作为数据中台运营中心的一份子</w:t>
        </w:r>
      </w:ins>
      <w:ins w:id="73" w:author="林晶" w:date="2022-04-30T13:42:39Z">
        <w:r>
          <w:rPr>
            <w:rFonts w:hint="default" w:ascii="Times New Roman" w:hAnsi="Times New Roman" w:eastAsia="仿宋_GB2312" w:cs="仿宋_GB2312"/>
            <w:strike w:val="0"/>
            <w:dstrike w:val="0"/>
            <w:sz w:val="32"/>
            <w:szCs w:val="32"/>
            <w:lang w:eastAsia="zh-Hans"/>
          </w:rPr>
          <w:t>，</w:t>
        </w:r>
      </w:ins>
      <w:ins w:id="74" w:author="林晶" w:date="2022-04-30T13:42:39Z">
        <w:r>
          <w:rPr>
            <w:rFonts w:hint="eastAsia" w:ascii="Times New Roman" w:hAnsi="Times New Roman" w:eastAsia="仿宋_GB2312" w:cs="仿宋_GB2312"/>
            <w:strike w:val="0"/>
            <w:dstrike w:val="0"/>
            <w:sz w:val="32"/>
            <w:szCs w:val="32"/>
            <w:lang w:val="en-US" w:eastAsia="zh-Hans"/>
          </w:rPr>
          <w:t>我坚守自己的岗位</w:t>
        </w:r>
      </w:ins>
      <w:ins w:id="75" w:author="林晶" w:date="2022-04-30T13:42:39Z">
        <w:r>
          <w:rPr>
            <w:rFonts w:hint="default" w:ascii="Times New Roman" w:hAnsi="Times New Roman" w:eastAsia="仿宋_GB2312" w:cs="仿宋_GB2312"/>
            <w:strike w:val="0"/>
            <w:dstrike w:val="0"/>
            <w:sz w:val="32"/>
            <w:szCs w:val="32"/>
            <w:lang w:eastAsia="zh-Hans"/>
          </w:rPr>
          <w:t>，</w:t>
        </w:r>
      </w:ins>
      <w:ins w:id="76" w:author="林晶" w:date="2022-04-30T13:42:39Z">
        <w:r>
          <w:rPr>
            <w:rFonts w:hint="eastAsia" w:ascii="方正仿宋_GBK" w:hAnsi="微软雅黑" w:eastAsia="方正仿宋_GBK"/>
            <w:color w:val="191F25"/>
            <w:sz w:val="32"/>
            <w:szCs w:val="32"/>
            <w:shd w:val="clear" w:color="auto" w:fill="FFFFFF"/>
          </w:rPr>
          <w:t>负责总部数中台运营</w:t>
        </w:r>
      </w:ins>
      <w:ins w:id="77" w:author="林晶" w:date="2022-04-30T13:42:39Z">
        <w:r>
          <w:rPr>
            <w:rFonts w:hint="eastAsia" w:ascii="方正仿宋_GBK" w:hAnsi="微软雅黑" w:eastAsia="方正仿宋_GBK"/>
            <w:color w:val="191F25"/>
            <w:sz w:val="32"/>
            <w:szCs w:val="32"/>
            <w:shd w:val="clear" w:color="auto" w:fill="FFFFFF"/>
            <w:lang w:val="en-US" w:eastAsia="zh-Hans"/>
          </w:rPr>
          <w:t>工作</w:t>
        </w:r>
      </w:ins>
      <w:ins w:id="78" w:author="林晶" w:date="2022-04-30T13:42:39Z">
        <w:r>
          <w:rPr>
            <w:rFonts w:hint="eastAsia" w:ascii="方正仿宋_GBK" w:hAnsi="微软雅黑" w:eastAsia="方正仿宋_GBK"/>
            <w:color w:val="191F25"/>
            <w:sz w:val="32"/>
            <w:szCs w:val="32"/>
            <w:shd w:val="clear" w:color="auto" w:fill="FFFFFF"/>
          </w:rPr>
          <w:t>，发挥</w:t>
        </w:r>
      </w:ins>
      <w:ins w:id="79" w:author="林晶" w:date="2022-04-30T13:42:39Z">
        <w:r>
          <w:rPr>
            <w:rFonts w:hint="eastAsia" w:ascii="方正仿宋_GBK" w:hAnsi="微软雅黑" w:eastAsia="方正仿宋_GBK"/>
            <w:color w:val="191F25"/>
            <w:sz w:val="32"/>
            <w:szCs w:val="32"/>
            <w:shd w:val="clear" w:color="auto" w:fill="FFFFFF"/>
            <w:lang w:val="en-US" w:eastAsia="zh-Hans"/>
          </w:rPr>
          <w:t>数据</w:t>
        </w:r>
      </w:ins>
      <w:ins w:id="80" w:author="林晶" w:date="2022-04-30T13:42:39Z">
        <w:r>
          <w:rPr>
            <w:rFonts w:hint="eastAsia" w:ascii="方正仿宋_GBK" w:hAnsi="微软雅黑" w:eastAsia="方正仿宋_GBK"/>
            <w:color w:val="191F25"/>
            <w:sz w:val="32"/>
            <w:szCs w:val="32"/>
            <w:shd w:val="clear" w:color="auto" w:fill="FFFFFF"/>
          </w:rPr>
          <w:t>中台数据汇聚、共享融通能力，赋能总部业务发展和基层单位业务创新</w:t>
        </w:r>
      </w:ins>
      <w:ins w:id="81" w:author="林晶" w:date="2022-04-30T13:42:39Z">
        <w:r>
          <w:rPr>
            <w:rFonts w:hint="default" w:ascii="方正仿宋_GBK" w:hAnsi="微软雅黑" w:eastAsia="方正仿宋_GBK"/>
            <w:color w:val="191F25"/>
            <w:sz w:val="32"/>
            <w:szCs w:val="32"/>
            <w:shd w:val="clear" w:color="auto" w:fill="FFFFFF"/>
          </w:rPr>
          <w:t>。</w:t>
        </w:r>
      </w:ins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both"/>
        <w:textAlignment w:val="auto"/>
        <w:rPr>
          <w:rFonts w:hint="eastAsia" w:ascii="Times New Roman" w:hAnsi="Times New Roman" w:eastAsia="仿宋_GB2312" w:cs="仿宋_GB2312"/>
          <w:kern w:val="2"/>
          <w:sz w:val="32"/>
          <w:szCs w:val="32"/>
          <w:lang w:val="en-US" w:eastAsia="zh-CN" w:bidi="ar-SA"/>
        </w:rPr>
      </w:pP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F0BAF2AF-2EE2-A515-4FCC-6C62947B245E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  <w:embedRegular r:id="rId2" w:fontKey="{58E550D4-6590-382C-4FCC-6C62330177E8}"/>
  </w:font>
  <w:font w:name="方正公文楷体">
    <w:panose1 w:val="02000500000000000000"/>
    <w:charset w:val="86"/>
    <w:family w:val="auto"/>
    <w:pitch w:val="default"/>
    <w:sig w:usb0="A00002BF" w:usb1="38CF7CFA" w:usb2="00000016" w:usb3="00000000" w:csb0="00040001" w:csb1="00000000"/>
  </w:font>
  <w:font w:name="方正公文仿宋">
    <w:panose1 w:val="02000500000000000000"/>
    <w:charset w:val="86"/>
    <w:family w:val="auto"/>
    <w:pitch w:val="default"/>
    <w:sig w:usb0="A00002BF" w:usb1="38CF7CFA" w:usb2="00000016" w:usb3="00000000" w:csb0="00040001" w:csb1="00000000"/>
  </w:font>
  <w:font w:name="方正公文黑体">
    <w:panose1 w:val="02000500000000000000"/>
    <w:charset w:val="86"/>
    <w:family w:val="auto"/>
    <w:pitch w:val="default"/>
    <w:sig w:usb0="A00002BF" w:usb1="38CF7CFA" w:usb2="00000016" w:usb3="00000000" w:csb0="00040001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仿宋_GB2312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  <w:embedRegular r:id="rId3" w:fontKey="{D7E8DFB1-CA5D-2453-50CC-6C62083277C3}"/>
  </w:font>
  <w:font w:name="宋体1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仿宋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用中文字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用中文字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用中文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用中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用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(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Regular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Herculanum">
    <w:panose1 w:val="02000505000000020004"/>
    <w:charset w:val="00"/>
    <w:family w:val="auto"/>
    <w:pitch w:val="default"/>
    <w:sig w:usb0="80000067" w:usb1="00000000" w:usb2="00000000" w:usb3="00000000" w:csb0="20000193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方正小标宋_GBK">
    <w:altName w:val="苹方-简"/>
    <w:panose1 w:val="03000509000000000000"/>
    <w:charset w:val="86"/>
    <w:family w:val="script"/>
    <w:pitch w:val="default"/>
    <w:sig w:usb0="00000000" w:usb1="00000000" w:usb2="00000000" w:usb3="00000000" w:csb0="00040000" w:csb1="00000000"/>
  </w:font>
  <w:font w:name="方正黑体_GBK">
    <w:altName w:val="苹方-简"/>
    <w:panose1 w:val="03000509000000000000"/>
    <w:charset w:val="86"/>
    <w:family w:val="script"/>
    <w:pitch w:val="default"/>
    <w:sig w:usb0="00000000" w:usb1="00000000" w:usb2="00000000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NJWO7Q&#10;AAAABQEAAA8AAAAAAAAAAQAgAAAAOAAAAGRycy9kb3ducmV2LnhtbFBLAQIUABQAAAAIAIdO4kBK&#10;283/EgIAABMEAAAOAAAAAAAAAAEAIAAAADUBAABkcnMvZTJvRG9jLnhtbFBLBQYAAAAABgAGAFkB&#10;AAC5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林晶">
    <w15:presenceInfo w15:providerId="WPS Office" w15:userId="2290294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embedTrueTypeFonts/>
  <w:saveSubsetFonts/>
  <w:bordersDoNotSurroundHeader w:val="0"/>
  <w:bordersDoNotSurroundFooter w:val="0"/>
  <w:trackRevisions w:val="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A2B7E"/>
    <w:rsid w:val="004B2B21"/>
    <w:rsid w:val="01464FA1"/>
    <w:rsid w:val="025A1553"/>
    <w:rsid w:val="02CE17E8"/>
    <w:rsid w:val="02F73FB5"/>
    <w:rsid w:val="03222CFC"/>
    <w:rsid w:val="03F4702C"/>
    <w:rsid w:val="045A4EBD"/>
    <w:rsid w:val="05432019"/>
    <w:rsid w:val="05876466"/>
    <w:rsid w:val="066A0C59"/>
    <w:rsid w:val="07047ECE"/>
    <w:rsid w:val="09A92667"/>
    <w:rsid w:val="0A3B3C06"/>
    <w:rsid w:val="0B462863"/>
    <w:rsid w:val="0B81225D"/>
    <w:rsid w:val="0BAB6B6A"/>
    <w:rsid w:val="0BED2CDE"/>
    <w:rsid w:val="0BF64289"/>
    <w:rsid w:val="0D2C7F09"/>
    <w:rsid w:val="0D553231"/>
    <w:rsid w:val="0DFB7F09"/>
    <w:rsid w:val="0E612AD8"/>
    <w:rsid w:val="0EB2020F"/>
    <w:rsid w:val="0FD2497E"/>
    <w:rsid w:val="10257014"/>
    <w:rsid w:val="110D5DD8"/>
    <w:rsid w:val="119B31DD"/>
    <w:rsid w:val="11C72224"/>
    <w:rsid w:val="1292638E"/>
    <w:rsid w:val="12DE0FC1"/>
    <w:rsid w:val="1511348D"/>
    <w:rsid w:val="16467111"/>
    <w:rsid w:val="16571DC8"/>
    <w:rsid w:val="171B1394"/>
    <w:rsid w:val="17614581"/>
    <w:rsid w:val="177644D0"/>
    <w:rsid w:val="178BBA3D"/>
    <w:rsid w:val="18661A3B"/>
    <w:rsid w:val="199B2A3B"/>
    <w:rsid w:val="19B71BDB"/>
    <w:rsid w:val="1A974E89"/>
    <w:rsid w:val="1BBE2CC6"/>
    <w:rsid w:val="1BC872C4"/>
    <w:rsid w:val="1C6051D5"/>
    <w:rsid w:val="1C7F7983"/>
    <w:rsid w:val="1CBB228B"/>
    <w:rsid w:val="1D9E7CEE"/>
    <w:rsid w:val="1DAA6C81"/>
    <w:rsid w:val="1E64299A"/>
    <w:rsid w:val="1F515C17"/>
    <w:rsid w:val="1F7C7944"/>
    <w:rsid w:val="1FBE6A14"/>
    <w:rsid w:val="1FC43FA1"/>
    <w:rsid w:val="20436F19"/>
    <w:rsid w:val="20482300"/>
    <w:rsid w:val="20F85F56"/>
    <w:rsid w:val="21094F35"/>
    <w:rsid w:val="218B6DCA"/>
    <w:rsid w:val="21C422DC"/>
    <w:rsid w:val="22AB0E93"/>
    <w:rsid w:val="234F5BD5"/>
    <w:rsid w:val="23B00D6A"/>
    <w:rsid w:val="23B87C1E"/>
    <w:rsid w:val="23C2284B"/>
    <w:rsid w:val="249A1A6B"/>
    <w:rsid w:val="257C6CE8"/>
    <w:rsid w:val="25D157F3"/>
    <w:rsid w:val="260E1D77"/>
    <w:rsid w:val="26EA6341"/>
    <w:rsid w:val="27257379"/>
    <w:rsid w:val="2773166E"/>
    <w:rsid w:val="27FA21DC"/>
    <w:rsid w:val="28F628F2"/>
    <w:rsid w:val="298C7198"/>
    <w:rsid w:val="29B13146"/>
    <w:rsid w:val="2A375D41"/>
    <w:rsid w:val="2AF43A35"/>
    <w:rsid w:val="2AFC3D0F"/>
    <w:rsid w:val="2B4E6E2C"/>
    <w:rsid w:val="2B654BED"/>
    <w:rsid w:val="2B77E4AD"/>
    <w:rsid w:val="2B8D0C77"/>
    <w:rsid w:val="2BA120C8"/>
    <w:rsid w:val="2BDF3837"/>
    <w:rsid w:val="2BEC66B7"/>
    <w:rsid w:val="2C723060"/>
    <w:rsid w:val="2CB25B52"/>
    <w:rsid w:val="2D172F75"/>
    <w:rsid w:val="2D2D7817"/>
    <w:rsid w:val="2D984D48"/>
    <w:rsid w:val="2E162111"/>
    <w:rsid w:val="2E6D7F83"/>
    <w:rsid w:val="2EC40D34"/>
    <w:rsid w:val="2ED34361"/>
    <w:rsid w:val="30397092"/>
    <w:rsid w:val="308E41E1"/>
    <w:rsid w:val="30F30B8C"/>
    <w:rsid w:val="311A7047"/>
    <w:rsid w:val="31305298"/>
    <w:rsid w:val="3196141C"/>
    <w:rsid w:val="32087FC3"/>
    <w:rsid w:val="323A4620"/>
    <w:rsid w:val="33646120"/>
    <w:rsid w:val="336F4017"/>
    <w:rsid w:val="33F16F60"/>
    <w:rsid w:val="343F656D"/>
    <w:rsid w:val="345E036E"/>
    <w:rsid w:val="3509652C"/>
    <w:rsid w:val="355F439E"/>
    <w:rsid w:val="357505C6"/>
    <w:rsid w:val="36853887"/>
    <w:rsid w:val="369E2CA4"/>
    <w:rsid w:val="36C94BC2"/>
    <w:rsid w:val="37001759"/>
    <w:rsid w:val="375C14BA"/>
    <w:rsid w:val="37D64498"/>
    <w:rsid w:val="381D4B68"/>
    <w:rsid w:val="38443099"/>
    <w:rsid w:val="39C72511"/>
    <w:rsid w:val="3B4C7172"/>
    <w:rsid w:val="3BEF30DA"/>
    <w:rsid w:val="3C821E5C"/>
    <w:rsid w:val="3CF70E32"/>
    <w:rsid w:val="3D1141CF"/>
    <w:rsid w:val="3D4F2F4A"/>
    <w:rsid w:val="3DCD2E6E"/>
    <w:rsid w:val="3DFA2EB5"/>
    <w:rsid w:val="3EEF196C"/>
    <w:rsid w:val="3EFD2ECB"/>
    <w:rsid w:val="3F79BBC3"/>
    <w:rsid w:val="3FA5050F"/>
    <w:rsid w:val="3FCF3ECE"/>
    <w:rsid w:val="40556AC9"/>
    <w:rsid w:val="41016CAC"/>
    <w:rsid w:val="41250249"/>
    <w:rsid w:val="41367C64"/>
    <w:rsid w:val="41EC520B"/>
    <w:rsid w:val="42057DC1"/>
    <w:rsid w:val="42E12896"/>
    <w:rsid w:val="433F136A"/>
    <w:rsid w:val="43AE02ED"/>
    <w:rsid w:val="441A605F"/>
    <w:rsid w:val="44AD472E"/>
    <w:rsid w:val="44C10289"/>
    <w:rsid w:val="44CE6616"/>
    <w:rsid w:val="44D81A76"/>
    <w:rsid w:val="458539AC"/>
    <w:rsid w:val="45D87F80"/>
    <w:rsid w:val="465810C1"/>
    <w:rsid w:val="4671257C"/>
    <w:rsid w:val="46902609"/>
    <w:rsid w:val="470172F2"/>
    <w:rsid w:val="47C5001B"/>
    <w:rsid w:val="47F15951"/>
    <w:rsid w:val="480E14C4"/>
    <w:rsid w:val="48427933"/>
    <w:rsid w:val="485564BC"/>
    <w:rsid w:val="48D473DA"/>
    <w:rsid w:val="498B355B"/>
    <w:rsid w:val="49E05655"/>
    <w:rsid w:val="49E97773"/>
    <w:rsid w:val="4A611A34"/>
    <w:rsid w:val="4B007631"/>
    <w:rsid w:val="4B7A3887"/>
    <w:rsid w:val="4BCD39B7"/>
    <w:rsid w:val="4C4902DB"/>
    <w:rsid w:val="4C6267F5"/>
    <w:rsid w:val="4CFC7AF9"/>
    <w:rsid w:val="4DB017E2"/>
    <w:rsid w:val="4EC01701"/>
    <w:rsid w:val="500D0826"/>
    <w:rsid w:val="501174D1"/>
    <w:rsid w:val="504B134F"/>
    <w:rsid w:val="50AF77E0"/>
    <w:rsid w:val="50DB26D2"/>
    <w:rsid w:val="516E4879"/>
    <w:rsid w:val="522B1ED0"/>
    <w:rsid w:val="525C5A95"/>
    <w:rsid w:val="529E36CC"/>
    <w:rsid w:val="52D000D0"/>
    <w:rsid w:val="52F8470B"/>
    <w:rsid w:val="5311062D"/>
    <w:rsid w:val="534E10EA"/>
    <w:rsid w:val="53A711C5"/>
    <w:rsid w:val="5415414D"/>
    <w:rsid w:val="542E3461"/>
    <w:rsid w:val="543E4F17"/>
    <w:rsid w:val="546B0211"/>
    <w:rsid w:val="54BC6B4E"/>
    <w:rsid w:val="54F65B15"/>
    <w:rsid w:val="55A75279"/>
    <w:rsid w:val="55EF423C"/>
    <w:rsid w:val="56AB2B47"/>
    <w:rsid w:val="56FF2E93"/>
    <w:rsid w:val="596516D3"/>
    <w:rsid w:val="597C018A"/>
    <w:rsid w:val="59C06909"/>
    <w:rsid w:val="59D95C1D"/>
    <w:rsid w:val="5AA80B76"/>
    <w:rsid w:val="5AC71F19"/>
    <w:rsid w:val="5AE825BC"/>
    <w:rsid w:val="5B4A6DD2"/>
    <w:rsid w:val="5BEC7E8A"/>
    <w:rsid w:val="5BEF797A"/>
    <w:rsid w:val="5C163158"/>
    <w:rsid w:val="5C2632F7"/>
    <w:rsid w:val="5C357947"/>
    <w:rsid w:val="5D752101"/>
    <w:rsid w:val="5E394F86"/>
    <w:rsid w:val="5EF7101F"/>
    <w:rsid w:val="5F6A7C9A"/>
    <w:rsid w:val="5FBB9759"/>
    <w:rsid w:val="5FFECBA3"/>
    <w:rsid w:val="609252E7"/>
    <w:rsid w:val="60E12287"/>
    <w:rsid w:val="60E750C3"/>
    <w:rsid w:val="60FA0AF4"/>
    <w:rsid w:val="61994610"/>
    <w:rsid w:val="624B1348"/>
    <w:rsid w:val="62F615EE"/>
    <w:rsid w:val="63D4270A"/>
    <w:rsid w:val="640572C5"/>
    <w:rsid w:val="64E2007C"/>
    <w:rsid w:val="667510A0"/>
    <w:rsid w:val="667D3306"/>
    <w:rsid w:val="6817003C"/>
    <w:rsid w:val="68214A21"/>
    <w:rsid w:val="689129C3"/>
    <w:rsid w:val="68E00D76"/>
    <w:rsid w:val="69382960"/>
    <w:rsid w:val="69C02956"/>
    <w:rsid w:val="69C77840"/>
    <w:rsid w:val="6A001C45"/>
    <w:rsid w:val="6AA87672"/>
    <w:rsid w:val="6B1479D8"/>
    <w:rsid w:val="6B69490E"/>
    <w:rsid w:val="6CDF9B43"/>
    <w:rsid w:val="6D231231"/>
    <w:rsid w:val="6ECC3E3C"/>
    <w:rsid w:val="6EE40E94"/>
    <w:rsid w:val="6F1302E4"/>
    <w:rsid w:val="6F190B3E"/>
    <w:rsid w:val="6F47062E"/>
    <w:rsid w:val="6FAC3760"/>
    <w:rsid w:val="6FE521B1"/>
    <w:rsid w:val="6FF22C2C"/>
    <w:rsid w:val="70514307"/>
    <w:rsid w:val="713A4D9B"/>
    <w:rsid w:val="714F0C57"/>
    <w:rsid w:val="71C10F79"/>
    <w:rsid w:val="72404ED3"/>
    <w:rsid w:val="726A7F45"/>
    <w:rsid w:val="72E44471"/>
    <w:rsid w:val="73412411"/>
    <w:rsid w:val="7371A896"/>
    <w:rsid w:val="73A906C8"/>
    <w:rsid w:val="73DC1F00"/>
    <w:rsid w:val="73DE5EB2"/>
    <w:rsid w:val="74365CEE"/>
    <w:rsid w:val="74404DBF"/>
    <w:rsid w:val="74900850"/>
    <w:rsid w:val="754B57C9"/>
    <w:rsid w:val="76344AD5"/>
    <w:rsid w:val="76C07AF1"/>
    <w:rsid w:val="76EB2186"/>
    <w:rsid w:val="76F105F2"/>
    <w:rsid w:val="770B16B4"/>
    <w:rsid w:val="77DE145E"/>
    <w:rsid w:val="788D63E5"/>
    <w:rsid w:val="799C56E1"/>
    <w:rsid w:val="79AED903"/>
    <w:rsid w:val="79F61D47"/>
    <w:rsid w:val="79F71868"/>
    <w:rsid w:val="7A7C717A"/>
    <w:rsid w:val="7ACB4CB6"/>
    <w:rsid w:val="7B2A40D3"/>
    <w:rsid w:val="7B673EF9"/>
    <w:rsid w:val="7BB37C24"/>
    <w:rsid w:val="7BF10735"/>
    <w:rsid w:val="7BFBD0E5"/>
    <w:rsid w:val="7C237204"/>
    <w:rsid w:val="7C480CB4"/>
    <w:rsid w:val="7C6B04FF"/>
    <w:rsid w:val="7CC37BDF"/>
    <w:rsid w:val="7CFBB106"/>
    <w:rsid w:val="7D5070B1"/>
    <w:rsid w:val="7DDF62DC"/>
    <w:rsid w:val="7DFDB777"/>
    <w:rsid w:val="7E982CB0"/>
    <w:rsid w:val="7EB443DF"/>
    <w:rsid w:val="7ECD54A1"/>
    <w:rsid w:val="7EED71EF"/>
    <w:rsid w:val="7F7645A9"/>
    <w:rsid w:val="7F77901B"/>
    <w:rsid w:val="9BB7BF71"/>
    <w:rsid w:val="B7BF8A68"/>
    <w:rsid w:val="B7DFC25A"/>
    <w:rsid w:val="B8FBFEEA"/>
    <w:rsid w:val="C7DC0ACF"/>
    <w:rsid w:val="CFBF3BDB"/>
    <w:rsid w:val="D3BF759A"/>
    <w:rsid w:val="D8F3410D"/>
    <w:rsid w:val="DF3C123E"/>
    <w:rsid w:val="E3ADA493"/>
    <w:rsid w:val="E783AC73"/>
    <w:rsid w:val="EFF7A367"/>
    <w:rsid w:val="EFFDFC19"/>
    <w:rsid w:val="F3FCD76E"/>
    <w:rsid w:val="F45FF5E5"/>
    <w:rsid w:val="F4FFAC47"/>
    <w:rsid w:val="FAEB77FA"/>
    <w:rsid w:val="FBBFA66B"/>
    <w:rsid w:val="FBEFE156"/>
    <w:rsid w:val="FDEFDDAA"/>
    <w:rsid w:val="FED96967"/>
    <w:rsid w:val="FF9F3F3D"/>
    <w:rsid w:val="FFB3565B"/>
    <w:rsid w:val="FFDF2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Emphasis"/>
    <w:basedOn w:val="5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7" Type="http://schemas.microsoft.com/office/2011/relationships/people" Target="people.xml"/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2022-04-25T04:21:00Z</dcterms:created>
  <dc:creator>xiaoYu3328</dc:creator>
  <cp:lastModifiedBy>crystal_linj</cp:lastModifiedBy>
  <dcterms:modified xsi:type="dcterms:W3CDTF">2022-04-30T13:42:39Z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2052-4.1.2.6545</vt:lpwstr>
  </property>
  <property fmtid="{D5CDD505-2E9C-101B-9397-08002B2CF9AE}" pid="3" name="ICV">
    <vt:lpwstr>DBB45B838A4B400BBCAB336DBF39B98F</vt:lpwstr>
  </property>
</Properties>
</file>